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1752600" cy="260985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57350" cy="276225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El libro de arena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Jorge Luis Borges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  <w:t xml:space="preserve">...</w:t>
      </w:r>
      <w:commentRangeStart w:id="0"/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thy rope of sands</w:t>
        </w:r>
      </w:hyperlink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  <w:t xml:space="preserve">... George Herbert (1593-1623)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La línea consta de un número infinito de puntos;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el plano, de un número infinito de líneas;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el volúmen, de un número infinito de planos;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el hipervolumen, de un número infinito de volúmenes…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No, decididamente no es éste, </w:t>
      </w:r>
      <w:ins w:author="Javier Fuchs" w:id="0" w:date="2024-03-09T15:32:20Z">
        <w:r w:rsidDel="00000000" w:rsidR="00000000" w:rsidRPr="00000000">
          <w:rPr>
            <w:rtl w:val="0"/>
          </w:rPr>
          <w:t xml:space="preserve">más</w:t>
        </w:r>
      </w:ins>
      <w:del w:author="Javier Fuchs" w:id="0" w:date="2024-03-09T15:32:20Z">
        <w:commentRangeStart w:id="1"/>
        <w:r w:rsidDel="00000000" w:rsidR="00000000" w:rsidRPr="00000000">
          <w:rPr>
            <w:rtl w:val="0"/>
          </w:rPr>
          <w:delText xml:space="preserve">more</w:delText>
        </w:r>
      </w:del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  <w:t xml:space="preserve"> geométrico, el mejor modo de iniciar mi relato.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Afirmar que es verídico es ahora una convención de todo relato fantástico; el mío, sin embargo, es verídico.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4267200</wp:posOffset>
            </wp:positionH>
            <wp:positionV relativeFrom="paragraph">
              <wp:posOffset>190500</wp:posOffset>
            </wp:positionV>
            <wp:extent cx="995363" cy="1406147"/>
            <wp:effectExtent b="0" l="0" r="0" t="0"/>
            <wp:wrapSquare wrapText="bothSides" distB="114300" distT="114300" distL="114300" distR="1143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14061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Yo vivo solo, en un cuarto piso de la calle Belgrano.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Hará unos meses, al atardecer, oí un golpe en la puerta.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Abrí y entró un desconocido.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Era un hombre alto, de rasgos desdibujados.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Acaso mi miopía los vio así.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Todo su aspecto era de pobreza decente.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Estaba de gris y traía una valija gris en la mano.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En seguida sentí que era extanjero.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Al principio lo creí viejo; luego advertí que me había engañado su escaso pelo rubio, casi blanco, a la manera escandinava.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En el curso de nuestra conversación, que no duraría una hora, supe que procedía de las Orcadas.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2723222" cy="170021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3222" cy="170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31044" cy="1480739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1044" cy="1480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Le señalé una silla.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El hombre tardó un rato en hablar.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Exhalaba melancolía, como yo ahora.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Vendo biblias - me dijo.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No sin pedantería le contesté: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esta casa hay algunas biblias inglesas, incluso la primera, la de </w:t>
      </w:r>
      <w:commentRangeStart w:id="2"/>
      <w:r w:rsidDel="00000000" w:rsidR="00000000" w:rsidRPr="00000000">
        <w:rPr>
          <w:rtl w:val="0"/>
        </w:rPr>
        <w:t xml:space="preserve">John </w:t>
      </w:r>
      <w:ins w:author="Javier Fuchs" w:id="1" w:date="2024-03-09T16:51:53Z">
        <w:r w:rsidDel="00000000" w:rsidR="00000000" w:rsidRPr="00000000">
          <w:rPr>
            <w:rtl w:val="0"/>
          </w:rPr>
          <w:t xml:space="preserve">Wycliff</w:t>
        </w:r>
      </w:ins>
      <w:r w:rsidDel="00000000" w:rsidR="00000000" w:rsidRPr="00000000">
        <w:rPr>
          <w:rtl w:val="0"/>
        </w:rPr>
        <w:t xml:space="preserve">e</w:t>
      </w:r>
      <w:del w:author="Javier Fuchs" w:id="1" w:date="2024-03-09T16:51:53Z">
        <w:r w:rsidDel="00000000" w:rsidR="00000000" w:rsidRPr="00000000">
          <w:rPr>
            <w:rtl w:val="0"/>
          </w:rPr>
          <w:delText xml:space="preserve">Wiclef</w:delText>
        </w:r>
      </w:del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Tengo asimismo la de </w:t>
      </w:r>
      <w:commentRangeStart w:id="3"/>
      <w:r w:rsidDel="00000000" w:rsidR="00000000" w:rsidRPr="00000000">
        <w:rPr>
          <w:rtl w:val="0"/>
        </w:rPr>
        <w:t xml:space="preserve">Cipriano de Valera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  <w:t xml:space="preserve">, la de </w:t>
      </w:r>
      <w:commentRangeStart w:id="4"/>
      <w:r w:rsidDel="00000000" w:rsidR="00000000" w:rsidRPr="00000000">
        <w:rPr>
          <w:rtl w:val="0"/>
        </w:rPr>
        <w:t xml:space="preserve">Lutero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  <w:t xml:space="preserve">, que literariamente es la peor, y un ejemplar latino de la </w:t>
      </w:r>
      <w:commentRangeStart w:id="5"/>
      <w:r w:rsidDel="00000000" w:rsidR="00000000" w:rsidRPr="00000000">
        <w:rPr>
          <w:rtl w:val="0"/>
        </w:rPr>
        <w:t xml:space="preserve">Vulgata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Como usted ve, no son precisamente biblias lo que me falta.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Al cabo de un silencio me contestó: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4562475</wp:posOffset>
            </wp:positionH>
            <wp:positionV relativeFrom="paragraph">
              <wp:posOffset>264336</wp:posOffset>
            </wp:positionV>
            <wp:extent cx="1611384" cy="1892077"/>
            <wp:effectExtent b="0" l="0" r="0" t="0"/>
            <wp:wrapSquare wrapText="bothSides" distB="114300" distT="114300" distL="114300" distR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1384" cy="18920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sólo vendo biblias. Puedo mostrarle un libro sagrado que tal vez le interese.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2134834</wp:posOffset>
            </wp:positionH>
            <wp:positionV relativeFrom="paragraph">
              <wp:posOffset>155798</wp:posOffset>
            </wp:positionV>
            <wp:extent cx="2427641" cy="1731914"/>
            <wp:effectExtent b="0" l="0" r="0" t="0"/>
            <wp:wrapSquare wrapText="bothSides" distB="114300" distT="114300" distL="114300" distR="1143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7641" cy="17319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Lo adquirí en los </w:t>
      </w:r>
      <w:commentRangeStart w:id="6"/>
      <w:r w:rsidDel="00000000" w:rsidR="00000000" w:rsidRPr="00000000">
        <w:rPr>
          <w:rtl w:val="0"/>
        </w:rPr>
        <w:t xml:space="preserve">confines de Bikanir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Abrió la valija y lo dejó sobre la mesa.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Era un </w:t>
      </w:r>
      <w:commentRangeStart w:id="7"/>
      <w:r w:rsidDel="00000000" w:rsidR="00000000" w:rsidRPr="00000000">
        <w:rPr>
          <w:rtl w:val="0"/>
        </w:rPr>
        <w:t xml:space="preserve">volumen en octavo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  <w:t xml:space="preserve">, encuadernado en tela.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Sin duda había pasado por muchas manos.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  <w:t xml:space="preserve">Lo examiné; su inusitado peso me sorprendió. 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En el lomo decía Holy Writ y abajo Bombay.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Será del siglo diecinueve - observé.</w:t>
      </w:r>
    </w:p>
    <w:p w:rsidR="00000000" w:rsidDel="00000000" w:rsidP="00000000" w:rsidRDefault="00000000" w:rsidRPr="00000000" w14:paraId="0000003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sé. No lo he sabido nunca - fue la respuesta.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Lo abrí al azar.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3619500</wp:posOffset>
            </wp:positionH>
            <wp:positionV relativeFrom="paragraph">
              <wp:posOffset>221075</wp:posOffset>
            </wp:positionV>
            <wp:extent cx="2552700" cy="1790700"/>
            <wp:effectExtent b="0" l="0" r="0" t="0"/>
            <wp:wrapSquare wrapText="bothSides" distB="114300" distT="114300" distL="114300" distR="1143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9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Los caracteres me eran extraños.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Las páginas, que me parecieron gastadas y de pobre tipografía, estaban impresas a dos columnas a la manera de la biblia.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El texto era apretado y estaba ordenado en versículos.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En el ángulo superior de las páginas había cifras arábigas.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Me llamó la atención que la página par llevara el número (digamos) 40.514 y la impar, la siguiente, 999.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La volví; el dorso estaba numerado con ocho cifras.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Llevaba una pequeña ilustración, como es de uso en los diccionarios: un ancla dibujada a la pluma, como por la torme mano de un niño.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Fue entonces que el desconocido me dijo: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Mírela bien. Ya no la verá nunca más.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Había una amenaza en la afirmación, pero no en la voz.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Me fijé en el lugar y cerré el volumen.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3419475</wp:posOffset>
            </wp:positionH>
            <wp:positionV relativeFrom="paragraph">
              <wp:posOffset>188500</wp:posOffset>
            </wp:positionV>
            <wp:extent cx="2952750" cy="1552575"/>
            <wp:effectExtent b="0" l="0" r="0" t="0"/>
            <wp:wrapSquare wrapText="bothSides" distB="114300" distT="114300" distL="114300" distR="11430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552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  <w:t xml:space="preserve">Inmediatamente lo abrí.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En vano busqué la figura del ancla, hoja tras hoja.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Para ocultar mi desconcierto, le dije: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trata de una versión de la Escritura en alguna lengua </w:t>
      </w:r>
      <w:commentRangeStart w:id="8"/>
      <w:r w:rsidDel="00000000" w:rsidR="00000000" w:rsidRPr="00000000">
        <w:rPr>
          <w:rtl w:val="0"/>
        </w:rPr>
        <w:t xml:space="preserve">indostánica</w:t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  <w:t xml:space="preserve">, ¿no es verdad?</w:t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- me replicó.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Luego bajó la voz como para confiarme un secreto: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 adquirí en un pueblo de la llanura, a cambio de unas rupias y de la Biblia.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  <w:t xml:space="preserve">Su poseedor no sabía leer. Sospecho que en el Libro de los Libros vio un amuleto.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  <w:t xml:space="preserve">Era de la </w:t>
      </w:r>
      <w:commentRangeStart w:id="9"/>
      <w:commentRangeStart w:id="10"/>
      <w:r w:rsidDel="00000000" w:rsidR="00000000" w:rsidRPr="00000000">
        <w:rPr>
          <w:rtl w:val="0"/>
        </w:rPr>
        <w:t xml:space="preserve">casta más baja</w:t>
      </w:r>
      <w:commentRangeEnd w:id="9"/>
      <w:r w:rsidDel="00000000" w:rsidR="00000000" w:rsidRPr="00000000">
        <w:commentReference w:id="9"/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  <w:t xml:space="preserve">; la gente no podía pisar su sombra, sin contaminación.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Me dijo que su libro se llamaba el Libro de Arena, porque ni el libro ni la arena tienen ni principio ni fin.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Me pidió que buscara la primera hoja.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  <w:t xml:space="preserve">Apoyé la mano izquierda sobre la portada y abrí con el dedo pulgar casi pegado al índice.</w:t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  <w:t xml:space="preserve">Todo fué inútil: siempre se interponían varias hojas entre la portada y la mano.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Era como si brotaran del libro.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Ahora busque el final.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También fracasé; apenas logré balbucear con una voz que no era la mía: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Esto no puede ser.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Siempre en voz baja el vendedor de biblias me dijo: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puede ser, pero es.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  <w:t xml:space="preserve">El número de páginas de este libro es exactamente infinito.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  <w:t xml:space="preserve">Ninguna es la primera; ninguna la última.</w:t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No sé por qué están numeradas de ese modo arbitrario.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  <w:t xml:space="preserve">Acaso para dar a entender que los términos de una serie infinita admiten cualquier número.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 xml:space="preserve">Después, como si pensara en voz alta: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 el espacio es infinito estamos en cualquier punto del espacio.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Si el tiempo es infinito estamos en cualquier punto del tiempo.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Sus consideraciones me irritaron.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  <w:t xml:space="preserve">Le pregunté: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¿Usted es religioso, sin duda?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Sí, soy </w:t>
      </w:r>
      <w:commentRangeStart w:id="11"/>
      <w:r w:rsidDel="00000000" w:rsidR="00000000" w:rsidRPr="00000000">
        <w:rPr>
          <w:rtl w:val="0"/>
        </w:rPr>
        <w:t xml:space="preserve">presbiteriano</w:t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  <w:t xml:space="preserve">Mi conciencia está clara.</w:t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  <w:t xml:space="preserve">Estoy seguro de no haber estafado al nativo cuando le di la Palabra del Señor a trueque de su libro diabólico.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  <w:t xml:space="preserve">Le aseguré que nada tenía que reprocharse, y le pregunté si estaba de paso por estas tierras.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  <w:t xml:space="preserve">Me respondió que dentro de unos días pensaba regresar a su patria.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  <w:t xml:space="preserve">Fue entonces cuando supe que era escocés, de las islas Orcadas.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Le dije que a Escocia yo la quería personalmente por el amor de </w:t>
      </w:r>
      <w:commentRangeStart w:id="12"/>
      <w:r w:rsidDel="00000000" w:rsidR="00000000" w:rsidRPr="00000000">
        <w:rPr>
          <w:rtl w:val="0"/>
        </w:rPr>
        <w:t xml:space="preserve">Stevenson</w:t>
      </w:r>
      <w:commentRangeEnd w:id="12"/>
      <w:r w:rsidDel="00000000" w:rsidR="00000000" w:rsidRPr="00000000">
        <w:commentReference w:id="12"/>
      </w:r>
      <w:r w:rsidDel="00000000" w:rsidR="00000000" w:rsidRPr="00000000">
        <w:rPr>
          <w:rtl w:val="0"/>
        </w:rPr>
        <w:t xml:space="preserve"> y de </w:t>
      </w:r>
      <w:commentRangeStart w:id="13"/>
      <w:r w:rsidDel="00000000" w:rsidR="00000000" w:rsidRPr="00000000">
        <w:rPr>
          <w:rtl w:val="0"/>
        </w:rPr>
        <w:t xml:space="preserve">Hume</w:t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 de </w:t>
      </w:r>
      <w:commentRangeStart w:id="14"/>
      <w:r w:rsidDel="00000000" w:rsidR="00000000" w:rsidRPr="00000000">
        <w:rPr>
          <w:rtl w:val="0"/>
        </w:rPr>
        <w:t xml:space="preserve">Robbie Burns</w:t>
      </w:r>
      <w:commentRangeEnd w:id="14"/>
      <w:r w:rsidDel="00000000" w:rsidR="00000000" w:rsidRPr="00000000">
        <w:commentReference w:id="14"/>
      </w:r>
      <w:r w:rsidDel="00000000" w:rsidR="00000000" w:rsidRPr="00000000">
        <w:rPr>
          <w:rtl w:val="0"/>
        </w:rPr>
        <w:t xml:space="preserve"> - corrigió.</w:t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  <w:t xml:space="preserve">Mientras hablábamos yo seguía explorando el libro infinito.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  <w:t xml:space="preserve">Con falsa indiferencia le pregunté: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¿Usted se propone ofrecer este curioso espécimen al Museo Británico?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No. Se lo ofrezco a usted - me replicó, y fijó una suma elevada.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Le respondí, con toda verdad, que esa suma era inaccesible para mí y me quedé pensando.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Al cabo de unos pocos minutos había urdido mi plan.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5419725</wp:posOffset>
            </wp:positionH>
            <wp:positionV relativeFrom="paragraph">
              <wp:posOffset>295275</wp:posOffset>
            </wp:positionV>
            <wp:extent cx="1175780" cy="1676112"/>
            <wp:effectExtent b="0" l="0" r="0" t="0"/>
            <wp:wrapSquare wrapText="bothSides" distB="114300" distT="114300" distL="114300" distR="1143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5780" cy="16761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2657475</wp:posOffset>
            </wp:positionH>
            <wp:positionV relativeFrom="paragraph">
              <wp:posOffset>276225</wp:posOffset>
            </wp:positionV>
            <wp:extent cx="2667000" cy="1714500"/>
            <wp:effectExtent b="0" l="0" r="0" t="0"/>
            <wp:wrapSquare wrapText="bothSides" distB="114300" distT="114300" distL="114300" distR="1143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1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 propongo un canje - le dije -. 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Usted objetivo este volumen por unas rupias y por la Escritura Sagrada; yo le ofrezco el monto de mi jubilación, que acabo de cobrar, y la Biblia de Wyclef en letra gótica.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La heredé de mis padres.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black letter Wiclif - murmuró.</w:t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  <w:t xml:space="preserve">Fui a mi dormitorio y le traje el dinero y el libro. Volvió las hojas y estudió la carátura con fervor bibliófilo.</w:t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Trato hecho - me dijo.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Me asombró que no regateara.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Sólo después comprendería que había entrado en mi casa con la decisión de vender el libro.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No contó los billetes, y los guardó.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Hablamos de la India, de las Orcadas y de los </w:t>
      </w:r>
      <w:commentRangeStart w:id="15"/>
      <w:r w:rsidDel="00000000" w:rsidR="00000000" w:rsidRPr="00000000">
        <w:rPr>
          <w:rtl w:val="0"/>
        </w:rPr>
        <w:t xml:space="preserve">jarls noruegos</w:t>
      </w:r>
      <w:commentRangeEnd w:id="15"/>
      <w:r w:rsidDel="00000000" w:rsidR="00000000" w:rsidRPr="00000000">
        <w:commentReference w:id="15"/>
      </w:r>
      <w:r w:rsidDel="00000000" w:rsidR="00000000" w:rsidRPr="00000000">
        <w:rPr>
          <w:rtl w:val="0"/>
        </w:rPr>
        <w:t xml:space="preserve"> que las rigieron.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Era de noche cuando el hombre se fue.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No he vuelto a verlos ni sé su nombre.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Pensé guardar el Libro de Arena en el hueco que había dejado el Wyclef, pero opté al fin por esconderlo detrás de unos volúmenes descabalados de Las Mil y Una Noches.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Me acosté y no dormí.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A las tres o cuatro de la mañana prendía la luz.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Busqué el libro imposible, y volví las hojas.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En una de ellas vi grabada una máscara.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El ángulo llevaba una cifra, ya no sé cual, elevada a la novena potencia.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No mostré a nadie mi tesoro.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Al a dicha de poseerlo se agregó el temor de que lo robaran, y después el recelo de que no fuera verdaderamente infinito.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Estas dos inquietudes agravaron mi ya vieja </w:t>
      </w:r>
      <w:commentRangeStart w:id="16"/>
      <w:r w:rsidDel="00000000" w:rsidR="00000000" w:rsidRPr="00000000">
        <w:rPr>
          <w:rtl w:val="0"/>
        </w:rPr>
        <w:t xml:space="preserve">misantropía</w:t>
      </w:r>
      <w:commentRangeEnd w:id="16"/>
      <w:r w:rsidDel="00000000" w:rsidR="00000000" w:rsidRPr="00000000">
        <w:commentReference w:id="16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Me quedaban unos amigos; dejé de verlos.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Prisionero del Libro, casi no me asomaba a la calle.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Examiné con una lupa el gastado lomo y las tapas, y rechacé la posibilidad de algún artificio.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Comprobé que las pequeñas ilustraciones distaban dos mil páginas una de otra.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Las fui anotando en una libreta alfabética, que no tardé en llenar.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Nunca se repitieron.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De noche, en los escasos intervalos que me concedía el insomnio, soñaba con el libro.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Declinaba el verano, y comprendí que el libro era monstruoso.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De nada me sirvió considerar que no menos monstruoso era yo, que lo percibía con ojos y lo palpaba con diez dedos con uñas.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Sentí que era un objeto de pesadilla, una cosa obscena que infamaba y corrompía la realidad.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Pensé en el fuego, pero temí que la combustión de un libro infinito fuera parejamente infinita y sofocara de humo el planeta.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Recordé haber leído que el mejor lugar para ocultar una hoja es un bosque.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Antes de jubilarme trabajaba en la Biblioteca Nacional, que guarda novecientos mil libros; sé que a mano derecha del vestíbulo una escalera curva se hunde en el sótano, donde están los periódicos y los mapas.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Aproveché un descuido de los empleados para perder el Libro de Arena en uno de los húmedos anaqueles.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Traté de no fijarme a qué altura ni a qué distancia de la puerta.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Siento un poco de alivio, pero no quiero ni pasar por la calle México.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1400175" cy="13144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—--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En "El libro de arena", me sumerjo en el misterioso universo de un antiguo libro infinito. La narrativa se despliega a través de un encuentro casual con un vendedor de libros callejero. Este individuo me presenta un tomo peculiar, cuyas páginas no tienen fin y contienen textos infinitos.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A medida que exploro las posibilidades infinitas de este libro, me enfrento a la desesperación de su inabarcable extensión. La obra gira en torno a la obsesión que desarrolla el narrador por librarse de este objeto inabordable y las consecuencias filosóficas que ello conlleva.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La trama explora temas recurrentes en mi obra, como el infinito, el laberinto, y la naturaleza ilusoria de la realidad. La narrativa invita a la reflexión sobre los límites del conocimiento humano y las paradojas que emergen cuando nos enfrentamos a lo infinito.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Javier Fuchs" w:id="3" w:date="2024-03-09T16:54:03Z"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Cipriano de Valera was a Spanish Protestant Reformer and refugee who edited the first major revision of Casiodoro de Reina's Spanish Bible, which has become known as the Reina-Valera version. Valera also edited an edition of Calvin's Institutes in Spanish, as well as writing and editing several other works.</w:t>
      </w:r>
    </w:p>
  </w:comment>
  <w:comment w:author="Javier Fuchs" w:id="0" w:date="2024-03-09T16:29:15Z"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Collar Poem by George Herbert</w:t>
      </w:r>
    </w:p>
  </w:comment>
  <w:comment w:author="Javier Fuchs" w:id="2" w:date="2024-03-09T16:52:13Z"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Biblia de Wycliffe es el nombre que ahora se le da a un grupo de traducciones de la Biblia al inglés medio que se hicieron bajo la dirección de John Wycliffe. Aparecieron durante un período de aproximadamente 1382 a 1395.</w:t>
      </w:r>
    </w:p>
  </w:comment>
  <w:comment w:author="Javier Fuchs" w:id="9" w:date="2024-03-09T17:17:24Z"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quiénes se conoce como los dalits o intocables en la India?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¿Quiénes son los 'dalits' o 'intocables' en India? Los dalit o 'intocables' son los miembros más pobres y discriminados de la sociedad india. En un sistema de castas que aún pervive, las personas que nacen dalit mueren con esa condición</w:t>
      </w:r>
    </w:p>
  </w:comment>
  <w:comment w:author="Javier Fuchs" w:id="10" w:date="2024-03-09T17:18:24Z"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Según el hinduismo, los dalits, también conocidos como parias, harijan o intocables, vuelven impuros a los miembros de las castas superiores que se encuentran en su proximidad. Por esta razón, no están autorizados a permitir que su sombra caiga sobre un no dalit.</w:t>
      </w:r>
    </w:p>
  </w:comment>
  <w:comment w:author="Javier Fuchs" w:id="5" w:date="2024-03-09T16:55:51Z"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Vulgata es la versión de la Biblia en latín compuesta por San Jerónimo a comienzos del siglo V para cumplir el encargo que le hiciera el papa Dámaso I en 382. La intención era reemplazar a la Vetus latina, que resultaba inadecuada por haber sido traducida sin un criterio unificado y con calidad muy desigual.</w:t>
      </w:r>
    </w:p>
  </w:comment>
  <w:comment w:author="Javier Fuchs" w:id="13" w:date="2024-03-09T17:26:16Z"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David Hume (1711-1776) was a Scottish philosopher, historian, economist, librarian, and essayist. He is considered one of the most important philosophers to write in English. His works include A Treatise of Human Nature (1739--1740) and Enquiries concerning Human Understanding.</w:t>
      </w:r>
    </w:p>
  </w:comment>
  <w:comment w:author="Javier Fuchs" w:id="4" w:date="2024-03-09T16:54:52Z"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traducción del Antiguo Testamento desde las lenguas hebrea y aramea antiguas, y del Nuevo Testamento desde la koiné o griego helenístico al dialecto bajo alemán y moderno.</w:t>
      </w:r>
    </w:p>
  </w:comment>
  <w:comment w:author="Javier Fuchs" w:id="12" w:date="2024-03-09T17:25:31Z"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Robert Louis Stevenson (1850 - 1894) was a Scottish author, poet, essayist, and travel writer. He is best known for his works Treasure Island (1882), Kidnapped (1886), and The Strange Case of Dr Jekyll and Mr Hyde (1886).</w:t>
      </w:r>
    </w:p>
  </w:comment>
  <w:comment w:author="Javier Fuchs" w:id="11" w:date="2024-03-09T17:23:13Z"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 presbiteriano es un seguidor de una doctrina protestante que no reconoce la autoridad episcopal sobre los presbíteros. La palabra griega "presbyteros" significa "ancianos".</w:t>
      </w:r>
    </w:p>
  </w:comment>
  <w:comment w:author="Javier Fuchs" w:id="6" w:date="2024-03-09T16:57:09Z"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Bikaner (en hindi: बीकानेर) es una ciudad localizada al noroeste de la India. Es cabecera del distrito de Bikaner, en el estado federal de Rayastán.</w:t>
      </w:r>
    </w:p>
  </w:comment>
  <w:comment w:author="Javier Fuchs" w:id="14" w:date="2024-03-09T17:27:02Z"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Robert Burns (1759 - 1796) was a Scottish poet and lyricist who is known as the national poet of Scotland. He is also known as Rabbie Burns.</w:t>
      </w:r>
    </w:p>
  </w:comment>
  <w:comment w:author="Javier Fuchs" w:id="16" w:date="2024-03-09T17:43:36Z"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misantropía es una actitud o conducta que se caracteriza por el rechazo a tratar con otros seres humanos. Es una aversión, desconfianza, desprecio u odio hacia la especie humana, el comportamiento humano o la naturaleza humana.</w:t>
      </w:r>
    </w:p>
  </w:comment>
  <w:comment w:author="Javier Fuchs" w:id="8" w:date="2024-03-09T17:13:28Z"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Indostán, Hindostán, o —como también se le suele llamar— península del Indostán o península indostánica, es el nombre históricamente original de la región del subcontinente indio que comprende India, Pakistán, Bangladés, Sri Lanka, las Maldivas, Bután y Nepal.</w:t>
      </w:r>
    </w:p>
  </w:comment>
  <w:comment w:author="Javier Fuchs" w:id="1" w:date="2024-03-09T15:32:02Z"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más</w:t>
      </w:r>
    </w:p>
  </w:comment>
  <w:comment w:author="Javier Fuchs" w:id="15" w:date="2024-03-09T17:40:22Z"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En el siglo XI, los jarls de las Orcadas estaban en el apogeo de su poder. El jarl Thorfinn el Poderoso también gobernaba sobre Caithness, Sutherland y probablemente la costa occidental de Escocia y las Hébridas.</w:t>
      </w:r>
    </w:p>
  </w:comment>
  <w:comment w:author="Javier Fuchs" w:id="7" w:date="2024-03-09T16:57:54Z"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Un libro en octavo es un libro que mide 16 cm de alto. Es la octava parte de un pliego de papel sellado.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alanquin Dark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docs.google.com/document/d/1dAlnpV007_KmZnaiyz1zM16a_HAzy_VqE2JxQyAkq2Y/edit" TargetMode="External"/><Relationship Id="rId15" Type="http://schemas.openxmlformats.org/officeDocument/2006/relationships/image" Target="media/image2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1.png"/><Relationship Id="rId5" Type="http://schemas.openxmlformats.org/officeDocument/2006/relationships/numbering" Target="numbering.xml"/><Relationship Id="rId19" Type="http://schemas.openxmlformats.org/officeDocument/2006/relationships/image" Target="media/image5.png"/><Relationship Id="rId6" Type="http://schemas.openxmlformats.org/officeDocument/2006/relationships/styles" Target="styles.xml"/><Relationship Id="rId18" Type="http://schemas.openxmlformats.org/officeDocument/2006/relationships/image" Target="media/image9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alanquinDark-regular.ttf"/><Relationship Id="rId2" Type="http://schemas.openxmlformats.org/officeDocument/2006/relationships/font" Target="fonts/PalanquinDark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